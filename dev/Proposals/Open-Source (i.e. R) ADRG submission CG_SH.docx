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widowControl w:val="false"/>
        <w:jc w:val="center"/>
        <w:rPr>
          <w:sz w:val="56"/>
          <w:szCs w:val="56"/>
        </w:rPr>
      </w:pPr>
      <w:r>
        <w:rPr>
          <w:sz w:val="56"/>
          <w:szCs w:val="56"/>
        </w:rPr>
        <w:t xml:space="preserve">Analysis Data Reviewer’s Guide </w:t>
      </w:r>
    </w:p>
    <w:p>
      <w:pPr>
        <w:pStyle w:val="Normal"/>
        <w:widowControl w:val="false"/>
        <w:jc w:val="center"/>
        <w:rPr>
          <w:sz w:val="56"/>
          <w:szCs w:val="56"/>
        </w:rPr>
      </w:pPr>
      <w:r>
        <w:rPr>
          <w:sz w:val="56"/>
          <w:szCs w:val="56"/>
        </w:rPr>
        <w:t xml:space="preserve">Completion Guidelines </w:t>
      </w:r>
    </w:p>
    <w:p>
      <w:pPr>
        <w:pStyle w:val="Normal"/>
        <w:widowControl w:val="false"/>
        <w:jc w:val="center"/>
        <w:rPr>
          <w:sz w:val="30"/>
          <w:szCs w:val="30"/>
        </w:rPr>
      </w:pPr>
      <w:r>
        <w:rPr>
          <w:sz w:val="30"/>
          <w:szCs w:val="30"/>
        </w:rPr>
        <w:t>(for Open-source submissions)</w:t>
      </w:r>
    </w:p>
    <w:p>
      <w:pPr>
        <w:pStyle w:val="Normal"/>
        <w:widowControl w:val="false"/>
        <w:pBdr/>
        <w:rPr/>
      </w:pPr>
      <w:r>
        <w:rPr/>
      </w:r>
    </w:p>
    <w:p>
      <w:pPr>
        <w:pStyle w:val="Normal"/>
        <w:widowControl w:val="false"/>
        <w:pBdr/>
        <w:rPr/>
      </w:pPr>
      <w:r>
        <w:rPr/>
      </w:r>
    </w:p>
    <w:p>
      <w:pPr>
        <w:pStyle w:val="Normal"/>
        <w:widowControl w:val="false"/>
        <w:pBdr/>
        <w:rPr>
          <w:color w:val="000000"/>
        </w:rPr>
      </w:pPr>
      <w:r>
        <w:rPr>
          <w:color w:val="000000"/>
        </w:rPr>
        <w:t>These completion guidelines detail the procedure for completing the Analysis Data Reviewer's Guide (ADRG) for an open-source submission package intended for the FDA, specifically focusing on the use of R.</w:t>
      </w:r>
    </w:p>
    <w:p>
      <w:pPr>
        <w:pStyle w:val="Normal"/>
        <w:widowControl w:val="false"/>
        <w:pBdr/>
        <w:rPr>
          <w:color w:val="000000"/>
        </w:rPr>
      </w:pPr>
      <w:r>
        <w:rPr>
          <w:color w:val="000000"/>
        </w:rPr>
      </w:r>
    </w:p>
    <w:p>
      <w:pPr>
        <w:pStyle w:val="Normal"/>
        <w:pBdr/>
        <w:rPr>
          <w:color w:val="000000"/>
        </w:rPr>
      </w:pPr>
      <w:r>
        <w:rPr>
          <w:color w:val="000000"/>
        </w:rPr>
        <w:t>This guideline will focus on Section 7 of the ADRG, as this section addresses technical submission information, including the analysis software utilized, the environment, and the configuration pertinent to the submission.</w:t>
      </w:r>
    </w:p>
    <w:p>
      <w:pPr>
        <w:pStyle w:val="Normal"/>
        <w:widowControl w:val="false"/>
        <w:pBdr/>
        <w:rPr/>
      </w:pPr>
      <w:r>
        <w:rPr/>
      </w:r>
    </w:p>
    <w:p>
      <w:pPr>
        <w:pStyle w:val="Heading1"/>
        <w:widowControl w:val="false"/>
        <w:rPr/>
      </w:pPr>
      <w:bookmarkStart w:id="0" w:name="_sylqmh6snbb1"/>
      <w:bookmarkEnd w:id="0"/>
      <w:r>
        <w:rPr/>
        <w:t>Section 7: Submission of Programs</w:t>
      </w:r>
    </w:p>
    <w:p>
      <w:pPr>
        <w:pStyle w:val="Normal"/>
        <w:widowControl w:val="false"/>
        <w:pBdr/>
        <w:rPr>
          <w:b/>
          <w:bCs/>
        </w:rPr>
      </w:pPr>
      <w:r>
        <w:rPr>
          <w:b/>
          <w:bCs/>
        </w:rPr>
      </w:r>
    </w:p>
    <w:p>
      <w:pPr>
        <w:pStyle w:val="Normal"/>
        <w:rPr/>
      </w:pPr>
      <w:r>
        <w:rPr/>
        <w:t>Pertaining to the submission of programs, requires that all programs for analysis datasets and primary and secondary efficacy results be submitted using the specified software and configuration. When submitting using R, or any other open-source solution, please adhere to the following table structure:</w:t>
      </w:r>
    </w:p>
    <w:p>
      <w:pPr>
        <w:pStyle w:val="Normal"/>
        <w:rPr/>
      </w:pPr>
      <w:r>
        <w:rPr/>
      </w:r>
    </w:p>
    <w:p>
      <w:pPr>
        <w:pStyle w:val="Normal"/>
        <w:rPr>
          <w:b/>
          <w:bCs/>
        </w:rPr>
      </w:pPr>
      <w:r>
        <w:rPr/>
        <w:t>For an R submission, the required fields include the programming language (R), the operating system platform (e.g., Windows XX-bit operating system and processor), the software version (e.g., R 4.2.3, 4.x, or future versions such as 5), and the initial date for the software. This initial date represents Time Zero, from which any dates or durations of time calculated using this software are generated. For R, Time Zero is January 1, 1970.</w:t>
      </w:r>
    </w:p>
    <w:p>
      <w:pPr>
        <w:pStyle w:val="Normal"/>
        <w:widowControl w:val="false"/>
        <w:pBdr/>
        <w:rPr>
          <w:color w:val="000000"/>
        </w:rPr>
      </w:pPr>
      <w:r>
        <w:rPr>
          <w:color w:val="000000"/>
        </w:rPr>
      </w:r>
    </w:p>
    <w:p>
      <w:pPr>
        <w:pStyle w:val="Normal"/>
        <w:widowControl w:val="false"/>
        <w:pBdr/>
        <w:rPr>
          <w:color w:val="000000"/>
        </w:rPr>
      </w:pPr>
      <w:r>
        <w:rPr>
          <w:color w:val="000000"/>
        </w:rPr>
        <w:t>For R submissions, key details include:</w:t>
      </w:r>
    </w:p>
    <w:tbl>
      <w:tblPr>
        <w:tblStyle w:val="a"/>
        <w:tblW w:w="9360"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4680"/>
        <w:gridCol w:w="4679"/>
      </w:tblGrid>
      <w:tr>
        <w:trPr>
          <w:trHeight w:val="500" w:hRule="atLeast"/>
        </w:trPr>
        <w:tc>
          <w:tcPr>
            <w:tcW w:w="4680" w:type="dxa"/>
            <w:tcBorders>
              <w:top w:val="single" w:sz="8" w:space="0" w:color="000000"/>
              <w:left w:val="single" w:sz="8" w:space="0" w:color="000000"/>
              <w:bottom w:val="single" w:sz="8" w:space="0" w:color="000000"/>
              <w:right w:val="single" w:sz="8" w:space="0" w:color="000000"/>
            </w:tcBorders>
          </w:tcPr>
          <w:p>
            <w:pPr>
              <w:pStyle w:val="Normal"/>
              <w:widowControl w:val="false"/>
              <w:pBdr/>
              <w:rPr>
                <w:b/>
                <w:bCs/>
                <w:color w:val="000000"/>
              </w:rPr>
            </w:pPr>
            <w:r>
              <w:rPr>
                <w:b/>
                <w:bCs/>
                <w:color w:val="000000"/>
              </w:rPr>
              <w:t>Language</w:t>
            </w:r>
          </w:p>
        </w:tc>
        <w:tc>
          <w:tcPr>
            <w:tcW w:w="4679" w:type="dxa"/>
            <w:tcBorders>
              <w:top w:val="single" w:sz="8" w:space="0" w:color="000000"/>
              <w:left w:val="single" w:sz="8" w:space="0" w:color="000000"/>
              <w:bottom w:val="single" w:sz="8" w:space="0" w:color="000000"/>
              <w:right w:val="single" w:sz="8" w:space="0" w:color="000000"/>
            </w:tcBorders>
          </w:tcPr>
          <w:p>
            <w:pPr>
              <w:pStyle w:val="Normal"/>
              <w:widowControl w:val="false"/>
              <w:pBdr/>
              <w:rPr>
                <w:color w:val="000000"/>
              </w:rPr>
            </w:pPr>
            <w:r>
              <w:rPr>
                <w:color w:val="000000"/>
              </w:rPr>
              <w:t>R</w:t>
            </w:r>
          </w:p>
        </w:tc>
      </w:tr>
      <w:tr>
        <w:trPr>
          <w:trHeight w:val="770" w:hRule="atLeast"/>
        </w:trPr>
        <w:tc>
          <w:tcPr>
            <w:tcW w:w="4680" w:type="dxa"/>
            <w:tcBorders>
              <w:top w:val="single" w:sz="8" w:space="0" w:color="000000"/>
              <w:left w:val="single" w:sz="8" w:space="0" w:color="000000"/>
              <w:bottom w:val="single" w:sz="8" w:space="0" w:color="000000"/>
              <w:right w:val="single" w:sz="8" w:space="0" w:color="000000"/>
            </w:tcBorders>
          </w:tcPr>
          <w:p>
            <w:pPr>
              <w:pStyle w:val="Normal"/>
              <w:widowControl w:val="false"/>
              <w:pBdr/>
              <w:rPr>
                <w:b/>
                <w:bCs/>
                <w:color w:val="000000"/>
              </w:rPr>
            </w:pPr>
            <w:r>
              <w:rPr>
                <w:b/>
                <w:bCs/>
                <w:color w:val="000000"/>
              </w:rPr>
              <w:t>Operating System / Platform</w:t>
            </w:r>
          </w:p>
        </w:tc>
        <w:tc>
          <w:tcPr>
            <w:tcW w:w="4679" w:type="dxa"/>
            <w:tcBorders>
              <w:top w:val="single" w:sz="8" w:space="0" w:color="000000"/>
              <w:left w:val="single" w:sz="8" w:space="0" w:color="000000"/>
              <w:bottom w:val="single" w:sz="8" w:space="0" w:color="000000"/>
              <w:right w:val="single" w:sz="8" w:space="0" w:color="000000"/>
            </w:tcBorders>
          </w:tcPr>
          <w:p>
            <w:pPr>
              <w:pStyle w:val="Normal"/>
              <w:widowControl w:val="false"/>
              <w:pBdr/>
              <w:rPr>
                <w:color w:val="000000"/>
              </w:rPr>
            </w:pPr>
            <w:r>
              <w:rPr>
                <w:color w:val="000000"/>
              </w:rPr>
              <w:t>Windows 10 64-bit OS, x64-based processor</w:t>
            </w:r>
            <w:del w:id="0" w:author="Unknown Author" w:date="2026-02-16T11:32:55Z">
              <w:r>
                <w:rPr>
                  <w:color w:val="000000"/>
                </w:rPr>
                <w:commentReference w:id="0"/>
              </w:r>
            </w:del>
          </w:p>
        </w:tc>
      </w:tr>
      <w:tr>
        <w:trPr>
          <w:trHeight w:val="770" w:hRule="atLeast"/>
        </w:trPr>
        <w:tc>
          <w:tcPr>
            <w:tcW w:w="4680" w:type="dxa"/>
            <w:tcBorders>
              <w:top w:val="single" w:sz="8" w:space="0" w:color="000000"/>
              <w:left w:val="single" w:sz="8" w:space="0" w:color="000000"/>
              <w:bottom w:val="single" w:sz="8" w:space="0" w:color="000000"/>
              <w:right w:val="single" w:sz="8" w:space="0" w:color="000000"/>
            </w:tcBorders>
          </w:tcPr>
          <w:p>
            <w:pPr>
              <w:pStyle w:val="Normal"/>
              <w:widowControl w:val="false"/>
              <w:pBdr/>
              <w:rPr>
                <w:b/>
                <w:bCs/>
                <w:color w:val="000000"/>
              </w:rPr>
            </w:pPr>
            <w:r>
              <w:rPr>
                <w:b/>
                <w:bCs/>
                <w:color w:val="000000"/>
              </w:rPr>
              <w:t>Software</w:t>
            </w:r>
          </w:p>
        </w:tc>
        <w:tc>
          <w:tcPr>
            <w:tcW w:w="4679" w:type="dxa"/>
            <w:tcBorders>
              <w:top w:val="single" w:sz="8" w:space="0" w:color="000000"/>
              <w:left w:val="single" w:sz="8" w:space="0" w:color="000000"/>
              <w:bottom w:val="single" w:sz="8" w:space="0" w:color="000000"/>
              <w:right w:val="single" w:sz="8" w:space="0" w:color="000000"/>
            </w:tcBorders>
          </w:tcPr>
          <w:p>
            <w:pPr>
              <w:pStyle w:val="Normal"/>
              <w:widowControl w:val="false"/>
              <w:pBdr/>
              <w:rPr>
                <w:color w:val="000000"/>
              </w:rPr>
            </w:pPr>
            <w:r>
              <w:rPr>
                <w:color w:val="000000"/>
              </w:rPr>
              <w:t>R version, RStudio version (if used), RTools, WSL, Docker Desktop for Windows</w:t>
            </w:r>
          </w:p>
        </w:tc>
      </w:tr>
      <w:tr>
        <w:trPr>
          <w:trHeight w:val="770" w:hRule="atLeast"/>
        </w:trPr>
        <w:tc>
          <w:tcPr>
            <w:tcW w:w="4680" w:type="dxa"/>
            <w:tcBorders>
              <w:top w:val="single" w:sz="8" w:space="0" w:color="000000"/>
              <w:left w:val="single" w:sz="8" w:space="0" w:color="000000"/>
              <w:bottom w:val="single" w:sz="8" w:space="0" w:color="000000"/>
              <w:right w:val="single" w:sz="8" w:space="0" w:color="000000"/>
            </w:tcBorders>
          </w:tcPr>
          <w:p>
            <w:pPr>
              <w:pStyle w:val="Normal"/>
              <w:widowControl w:val="false"/>
              <w:pBdr/>
              <w:rPr>
                <w:b/>
                <w:bCs/>
                <w:color w:val="000000"/>
              </w:rPr>
            </w:pPr>
            <w:r>
              <w:rPr>
                <w:b/>
                <w:bCs/>
                <w:color w:val="000000"/>
              </w:rPr>
              <w:t>Initial Date (Time = 0) for Software</w:t>
            </w:r>
          </w:p>
        </w:tc>
        <w:tc>
          <w:tcPr>
            <w:tcW w:w="4679" w:type="dxa"/>
            <w:tcBorders>
              <w:top w:val="single" w:sz="8" w:space="0" w:color="000000"/>
              <w:left w:val="single" w:sz="8" w:space="0" w:color="000000"/>
              <w:bottom w:val="single" w:sz="8" w:space="0" w:color="000000"/>
              <w:right w:val="single" w:sz="8" w:space="0" w:color="000000"/>
            </w:tcBorders>
          </w:tcPr>
          <w:p>
            <w:pPr>
              <w:pStyle w:val="Normal"/>
              <w:widowControl w:val="false"/>
              <w:pBdr/>
              <w:rPr>
                <w:color w:val="000000"/>
              </w:rPr>
            </w:pPr>
            <w:r>
              <w:rPr>
                <w:color w:val="000000"/>
              </w:rPr>
              <w:t xml:space="preserve">January 1, 1970 </w:t>
            </w:r>
          </w:p>
        </w:tc>
      </w:tr>
      <w:tr>
        <w:trPr>
          <w:trHeight w:val="770" w:hRule="atLeast"/>
        </w:trPr>
        <w:tc>
          <w:tcPr>
            <w:tcW w:w="4680" w:type="dxa"/>
            <w:tcBorders>
              <w:top w:val="single" w:sz="8" w:space="0" w:color="000000"/>
              <w:left w:val="single" w:sz="8" w:space="0" w:color="000000"/>
              <w:bottom w:val="single" w:sz="8" w:space="0" w:color="000000"/>
              <w:right w:val="single" w:sz="8" w:space="0" w:color="000000"/>
            </w:tcBorders>
          </w:tcPr>
          <w:p>
            <w:pPr>
              <w:pStyle w:val="Normal"/>
              <w:widowControl w:val="false"/>
              <w:pBdr/>
              <w:rPr>
                <w:b/>
                <w:bCs/>
                <w:color w:val="000000"/>
              </w:rPr>
            </w:pPr>
            <w:r>
              <w:rPr>
                <w:b/>
                <w:bCs/>
                <w:color w:val="000000"/>
              </w:rPr>
              <w:t>R Package Management Tool</w:t>
            </w:r>
          </w:p>
        </w:tc>
        <w:tc>
          <w:tcPr>
            <w:tcW w:w="4679" w:type="dxa"/>
            <w:tcBorders>
              <w:top w:val="single" w:sz="8" w:space="0" w:color="000000"/>
              <w:left w:val="single" w:sz="8" w:space="0" w:color="000000"/>
              <w:bottom w:val="single" w:sz="8" w:space="0" w:color="000000"/>
              <w:right w:val="single" w:sz="8" w:space="0" w:color="000000"/>
            </w:tcBorders>
          </w:tcPr>
          <w:p>
            <w:pPr>
              <w:pStyle w:val="Normal"/>
              <w:widowControl w:val="false"/>
              <w:pBdr/>
              <w:rPr>
                <w:color w:val="000000"/>
              </w:rPr>
            </w:pPr>
            <w:r>
              <w:rPr>
                <w:color w:val="000000"/>
              </w:rPr>
              <w:t>Tool used to manage packages (Posit Package Manager)</w:t>
            </w:r>
          </w:p>
        </w:tc>
      </w:tr>
    </w:tbl>
    <w:p>
      <w:pPr>
        <w:pStyle w:val="Normal"/>
        <w:widowControl w:val="false"/>
        <w:pBdr/>
        <w:rPr>
          <w:b/>
          <w:bCs/>
        </w:rPr>
      </w:pPr>
      <w:r>
        <w:rPr>
          <w:b/>
          <w:bCs/>
        </w:rPr>
      </w:r>
    </w:p>
    <w:p>
      <w:pPr>
        <w:pStyle w:val="Heading2"/>
        <w:widowControl w:val="false"/>
        <w:rPr/>
      </w:pPr>
      <w:bookmarkStart w:id="1" w:name="_f6d7ek99tysi"/>
      <w:bookmarkEnd w:id="1"/>
      <w:r>
        <w:rPr/>
        <w:t>7.1 ADaM Programs</w:t>
      </w:r>
    </w:p>
    <w:p>
      <w:pPr>
        <w:pStyle w:val="Normal"/>
        <w:widowControl w:val="false"/>
        <w:pBdr/>
        <w:rPr>
          <w:b/>
          <w:bCs/>
        </w:rPr>
      </w:pPr>
      <w:r>
        <w:rPr>
          <w:b/>
          <w:bCs/>
        </w:rPr>
      </w:r>
    </w:p>
    <w:p>
      <w:pPr>
        <w:pStyle w:val="Normal"/>
        <w:rPr/>
      </w:pPr>
      <w:r>
        <w:rPr/>
        <w:t>Section 7.1 requires a comprehensive listing of all utilized ADaM programs. This listing must include the program name, the resulting ADaM dataset, and, given the use of R, the specific package and functions incorporated within the ADaM programs.</w:t>
      </w:r>
    </w:p>
    <w:p>
      <w:pPr>
        <w:pStyle w:val="Normal"/>
        <w:rPr/>
      </w:pPr>
      <w:r>
        <w:rPr/>
      </w:r>
    </w:p>
    <w:p>
      <w:pPr>
        <w:pStyle w:val="Normal"/>
        <w:widowControl w:val="false"/>
        <w:pBdr/>
        <w:rPr>
          <w:color w:val="000000"/>
        </w:rPr>
      </w:pPr>
      <w:r>
        <w:rPr>
          <w:color w:val="000000"/>
        </w:rPr>
        <w:t>List the program name, the ADaM dataset output, and the R packages and functions used.</w:t>
      </w:r>
    </w:p>
    <w:tbl>
      <w:tblPr>
        <w:tblStyle w:val="a0"/>
        <w:tblW w:w="9360"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3120"/>
        <w:gridCol w:w="3120"/>
        <w:gridCol w:w="3120"/>
      </w:tblGrid>
      <w:tr>
        <w:trPr>
          <w:trHeight w:val="770" w:hRule="atLeast"/>
        </w:trPr>
        <w:tc>
          <w:tcPr>
            <w:tcW w:w="3120" w:type="dxa"/>
            <w:tcBorders>
              <w:top w:val="single" w:sz="8" w:space="0" w:color="000000"/>
              <w:left w:val="single" w:sz="8" w:space="0" w:color="000000"/>
              <w:bottom w:val="single" w:sz="8" w:space="0" w:color="000000"/>
              <w:right w:val="single" w:sz="8" w:space="0" w:color="000000"/>
            </w:tcBorders>
          </w:tcPr>
          <w:p>
            <w:pPr>
              <w:pStyle w:val="Normal"/>
              <w:widowControl w:val="false"/>
              <w:pBdr/>
              <w:rPr>
                <w:b/>
                <w:bCs/>
                <w:color w:val="000000"/>
              </w:rPr>
            </w:pPr>
            <w:r>
              <w:rPr>
                <w:b/>
                <w:bCs/>
                <w:color w:val="000000"/>
              </w:rPr>
              <w:t>Program Name</w:t>
            </w:r>
          </w:p>
        </w:tc>
        <w:tc>
          <w:tcPr>
            <w:tcW w:w="3120" w:type="dxa"/>
            <w:tcBorders>
              <w:top w:val="single" w:sz="8" w:space="0" w:color="000000"/>
              <w:left w:val="single" w:sz="8" w:space="0" w:color="000000"/>
              <w:bottom w:val="single" w:sz="8" w:space="0" w:color="000000"/>
              <w:right w:val="single" w:sz="8" w:space="0" w:color="000000"/>
            </w:tcBorders>
          </w:tcPr>
          <w:p>
            <w:pPr>
              <w:pStyle w:val="Normal"/>
              <w:widowControl w:val="false"/>
              <w:pBdr/>
              <w:rPr>
                <w:b/>
                <w:bCs/>
                <w:color w:val="000000"/>
              </w:rPr>
            </w:pPr>
            <w:r>
              <w:rPr>
                <w:b/>
                <w:bCs/>
                <w:color w:val="000000"/>
              </w:rPr>
              <w:t>Output</w:t>
            </w:r>
          </w:p>
        </w:tc>
        <w:tc>
          <w:tcPr>
            <w:tcW w:w="3120" w:type="dxa"/>
            <w:tcBorders>
              <w:top w:val="single" w:sz="8" w:space="0" w:color="000000"/>
              <w:left w:val="single" w:sz="8" w:space="0" w:color="000000"/>
              <w:bottom w:val="single" w:sz="8" w:space="0" w:color="000000"/>
              <w:right w:val="single" w:sz="8" w:space="0" w:color="000000"/>
            </w:tcBorders>
          </w:tcPr>
          <w:p>
            <w:pPr>
              <w:pStyle w:val="Normal"/>
              <w:widowControl w:val="false"/>
              <w:pBdr/>
              <w:rPr>
                <w:b/>
                <w:bCs/>
                <w:color w:val="000000"/>
              </w:rPr>
            </w:pPr>
            <w:r>
              <w:rPr>
                <w:b/>
                <w:bCs/>
              </w:rPr>
              <w:t>Functions</w:t>
            </w:r>
          </w:p>
        </w:tc>
      </w:tr>
      <w:tr>
        <w:trPr>
          <w:trHeight w:val="770" w:hRule="atLeast"/>
        </w:trPr>
        <w:tc>
          <w:tcPr>
            <w:tcW w:w="3120" w:type="dxa"/>
            <w:tcBorders>
              <w:top w:val="single" w:sz="8" w:space="0" w:color="000000"/>
              <w:left w:val="single" w:sz="8" w:space="0" w:color="000000"/>
              <w:bottom w:val="single" w:sz="8" w:space="0" w:color="000000"/>
              <w:right w:val="single" w:sz="8" w:space="0" w:color="000000"/>
            </w:tcBorders>
          </w:tcPr>
          <w:p>
            <w:pPr>
              <w:pStyle w:val="Normal"/>
              <w:widowControl w:val="false"/>
              <w:pBdr/>
              <w:rPr>
                <w:color w:val="000000"/>
              </w:rPr>
            </w:pPr>
            <w:r>
              <w:rPr>
                <w:color w:val="000000"/>
              </w:rPr>
              <w:t>adsl.r</w:t>
            </w:r>
          </w:p>
        </w:tc>
        <w:tc>
          <w:tcPr>
            <w:tcW w:w="3120" w:type="dxa"/>
            <w:tcBorders>
              <w:top w:val="single" w:sz="8" w:space="0" w:color="000000"/>
              <w:left w:val="single" w:sz="8" w:space="0" w:color="000000"/>
              <w:bottom w:val="single" w:sz="8" w:space="0" w:color="000000"/>
              <w:right w:val="single" w:sz="8" w:space="0" w:color="000000"/>
            </w:tcBorders>
          </w:tcPr>
          <w:p>
            <w:pPr>
              <w:pStyle w:val="Normal"/>
              <w:widowControl w:val="false"/>
              <w:pBdr/>
              <w:rPr>
                <w:color w:val="000000"/>
              </w:rPr>
            </w:pPr>
            <w:r>
              <w:rPr>
                <w:color w:val="000000"/>
              </w:rPr>
              <w:t>adsl.xpt</w:t>
            </w:r>
          </w:p>
        </w:tc>
        <w:tc>
          <w:tcPr>
            <w:tcW w:w="3120" w:type="dxa"/>
            <w:tcBorders>
              <w:top w:val="single" w:sz="8" w:space="0" w:color="000000"/>
              <w:left w:val="single" w:sz="8" w:space="0" w:color="000000"/>
              <w:bottom w:val="single" w:sz="8" w:space="0" w:color="000000"/>
              <w:right w:val="single" w:sz="8" w:space="0" w:color="000000"/>
            </w:tcBorders>
          </w:tcPr>
          <w:p>
            <w:pPr>
              <w:pStyle w:val="Normal"/>
              <w:spacing w:lineRule="auto" w:line="259" w:before="0" w:after="160"/>
              <w:rPr>
                <w:rFonts w:ascii="Times New Roman" w:hAnsi="Times New Roman" w:eastAsia="Times New Roman" w:cs="Times New Roman"/>
              </w:rPr>
            </w:pPr>
            <w:r>
              <w:rPr>
                <w:rFonts w:eastAsia="Times New Roman" w:cs="Times New Roman" w:ascii="Times New Roman" w:hAnsi="Times New Roman"/>
              </w:rPr>
              <w:t>{haven} : read_xpt()</w:t>
            </w:r>
          </w:p>
          <w:p>
            <w:pPr>
              <w:pStyle w:val="Normal"/>
              <w:spacing w:lineRule="auto" w:line="259" w:before="240" w:after="0"/>
              <w:rPr>
                <w:rFonts w:ascii="Times New Roman" w:hAnsi="Times New Roman" w:eastAsia="Times New Roman" w:cs="Times New Roman"/>
              </w:rPr>
            </w:pPr>
            <w:r>
              <w:rPr>
                <w:rFonts w:eastAsia="Times New Roman" w:cs="Times New Roman" w:ascii="Times New Roman" w:hAnsi="Times New Roman"/>
              </w:rPr>
              <w:t>{admiral} : convert_blanks_to_na(),</w:t>
            </w:r>
          </w:p>
          <w:p>
            <w:pPr>
              <w:pStyle w:val="Normal"/>
              <w:spacing w:lineRule="auto" w:line="259"/>
              <w:rPr>
                <w:rFonts w:ascii="Times New Roman" w:hAnsi="Times New Roman" w:eastAsia="Times New Roman" w:cs="Times New Roman"/>
              </w:rPr>
            </w:pPr>
            <w:r>
              <w:rPr>
                <w:rFonts w:eastAsia="Times New Roman" w:cs="Times New Roman" w:ascii="Times New Roman" w:hAnsi="Times New Roman"/>
              </w:rPr>
              <w:t>derive_vars_dt(), derive_vars_merged(),</w:t>
            </w:r>
          </w:p>
          <w:p>
            <w:pPr>
              <w:pStyle w:val="Normal"/>
              <w:spacing w:lineRule="auto" w:line="259"/>
              <w:rPr>
                <w:rFonts w:ascii="Times New Roman" w:hAnsi="Times New Roman" w:eastAsia="Times New Roman" w:cs="Times New Roman"/>
              </w:rPr>
            </w:pPr>
            <w:r>
              <w:rPr>
                <w:rFonts w:eastAsia="Times New Roman" w:cs="Times New Roman" w:ascii="Times New Roman" w:hAnsi="Times New Roman"/>
              </w:rPr>
              <w:t>derive_var_trtdurd()</w:t>
            </w:r>
          </w:p>
          <w:p>
            <w:pPr>
              <w:pStyle w:val="Normal"/>
              <w:spacing w:lineRule="auto" w:line="259" w:before="240" w:after="0"/>
              <w:rPr>
                <w:rFonts w:ascii="Times New Roman" w:hAnsi="Times New Roman" w:eastAsia="Times New Roman" w:cs="Times New Roman"/>
              </w:rPr>
            </w:pPr>
            <w:r>
              <w:rPr>
                <w:rFonts w:eastAsia="Times New Roman" w:cs="Times New Roman" w:ascii="Times New Roman" w:hAnsi="Times New Roman"/>
              </w:rPr>
              <w:t>{dplyr}: arrange(), distinct(), filter(),</w:t>
            </w:r>
          </w:p>
          <w:p>
            <w:pPr>
              <w:pStyle w:val="Normal"/>
              <w:spacing w:lineRule="auto" w:line="259"/>
              <w:rPr>
                <w:rFonts w:ascii="Times New Roman" w:hAnsi="Times New Roman" w:eastAsia="Times New Roman" w:cs="Times New Roman"/>
              </w:rPr>
            </w:pPr>
            <w:r>
              <w:rPr>
                <w:rFonts w:eastAsia="Times New Roman" w:cs="Times New Roman" w:ascii="Times New Roman" w:hAnsi="Times New Roman"/>
              </w:rPr>
              <w:t>mutate(), select(), group_by(), summarise(),</w:t>
            </w:r>
          </w:p>
          <w:p>
            <w:pPr>
              <w:pStyle w:val="Normal"/>
              <w:spacing w:lineRule="auto" w:line="259"/>
              <w:rPr/>
            </w:pPr>
            <w:r>
              <w:rPr>
                <w:rFonts w:eastAsia="Times New Roman" w:cs="Times New Roman" w:ascii="Times New Roman" w:hAnsi="Times New Roman"/>
              </w:rPr>
              <w:t>left_join(), slice()</w:t>
            </w:r>
          </w:p>
        </w:tc>
      </w:tr>
    </w:tbl>
    <w:p>
      <w:pPr>
        <w:pStyle w:val="Normal"/>
        <w:widowControl w:val="false"/>
        <w:pBdr/>
        <w:rPr>
          <w:b/>
          <w:bCs/>
        </w:rPr>
      </w:pPr>
      <w:r>
        <w:rPr>
          <w:b/>
          <w:bCs/>
        </w:rPr>
      </w:r>
    </w:p>
    <w:p>
      <w:pPr>
        <w:pStyle w:val="Heading2"/>
        <w:widowControl w:val="false"/>
        <w:rPr/>
      </w:pPr>
      <w:bookmarkStart w:id="2" w:name="_gg23bkz1nic6"/>
      <w:bookmarkEnd w:id="2"/>
      <w:r>
        <w:rPr/>
        <w:t>7.2 Analysis Output Programs</w:t>
      </w:r>
    </w:p>
    <w:p>
      <w:pPr>
        <w:pStyle w:val="Normal"/>
        <w:widowControl w:val="false"/>
        <w:pBdr/>
        <w:rPr>
          <w:b/>
          <w:bCs/>
        </w:rPr>
      </w:pPr>
      <w:r>
        <w:rPr>
          <w:b/>
          <w:bCs/>
        </w:rPr>
      </w:r>
    </w:p>
    <w:p>
      <w:pPr>
        <w:pStyle w:val="Normal"/>
        <w:rPr>
          <w:b/>
          <w:bCs/>
        </w:rPr>
      </w:pPr>
      <w:r>
        <w:rPr/>
        <w:t>In Section 7.2, no major changes are required; you should still include the program name, the output number, the title of the output, and the input, which will be the ADAM datasets utilized by the program to generate the output.</w:t>
      </w:r>
    </w:p>
    <w:p>
      <w:pPr>
        <w:pStyle w:val="Normal"/>
        <w:widowControl w:val="false"/>
        <w:pBdr/>
        <w:rPr>
          <w:color w:val="000000"/>
        </w:rPr>
      </w:pPr>
      <w:r>
        <w:rPr>
          <w:color w:val="000000"/>
        </w:rPr>
      </w:r>
    </w:p>
    <w:p>
      <w:pPr>
        <w:pStyle w:val="Normal"/>
        <w:widowControl w:val="false"/>
        <w:pBdr/>
        <w:rPr>
          <w:color w:val="000000"/>
        </w:rPr>
      </w:pPr>
      <w:r>
        <w:rPr>
          <w:color w:val="000000"/>
        </w:rPr>
        <w:t xml:space="preserve">List the program </w:t>
      </w:r>
      <w:r>
        <w:rPr>
          <w:color w:val="000000"/>
        </w:rPr>
        <w:t>N</w:t>
      </w:r>
      <w:r>
        <w:rPr>
          <w:color w:val="000000"/>
        </w:rPr>
        <w:t xml:space="preserve">ame, </w:t>
      </w:r>
      <w:r>
        <w:rPr>
          <w:color w:val="000000"/>
        </w:rPr>
        <w:t>O</w:t>
      </w:r>
      <w:r>
        <w:rPr>
          <w:color w:val="000000"/>
        </w:rPr>
        <w:t xml:space="preserve">utput number, </w:t>
      </w:r>
      <w:r>
        <w:rPr>
          <w:color w:val="000000"/>
        </w:rPr>
        <w:t>T</w:t>
      </w:r>
      <w:r>
        <w:rPr>
          <w:color w:val="000000"/>
        </w:rPr>
        <w:t xml:space="preserve">itle, and the </w:t>
      </w:r>
      <w:r>
        <w:rPr>
          <w:color w:val="000000"/>
        </w:rPr>
        <w:t>I</w:t>
      </w:r>
      <w:commentRangeStart w:id="1"/>
      <w:r>
        <w:rPr>
          <w:color w:val="000000"/>
        </w:rPr>
        <w:t xml:space="preserve">nput </w:t>
      </w:r>
      <w:r>
        <w:rPr>
          <w:color w:val="000000"/>
        </w:rPr>
        <w:t>(</w:t>
      </w:r>
      <w:r>
        <w:rPr>
          <w:color w:val="000000"/>
        </w:rPr>
        <w:t>A</w:t>
      </w:r>
      <w:r>
        <w:rPr>
          <w:color w:val="000000"/>
        </w:rPr>
        <w:t>DaM, input files)</w:t>
      </w:r>
      <w:r>
        <w:rPr>
          <w:color w:val="000000"/>
        </w:rPr>
        <w:t xml:space="preserve"> </w:t>
      </w:r>
      <w:r>
        <w:rPr>
          <w:color w:val="000000"/>
        </w:rPr>
      </w:r>
      <w:commentRangeEnd w:id="1"/>
      <w:r>
        <w:commentReference w:id="1"/>
      </w:r>
      <w:r>
        <w:rPr>
          <w:color w:val="000000"/>
        </w:rPr>
        <w:t>datasets used.</w:t>
      </w:r>
    </w:p>
    <w:tbl>
      <w:tblPr>
        <w:tblStyle w:val="a1"/>
        <w:tblW w:w="9360"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2340"/>
        <w:gridCol w:w="2340"/>
        <w:gridCol w:w="2340"/>
        <w:gridCol w:w="2339"/>
      </w:tblGrid>
      <w:tr>
        <w:trPr>
          <w:trHeight w:val="770" w:hRule="atLeast"/>
        </w:trPr>
        <w:tc>
          <w:tcPr>
            <w:tcW w:w="2340" w:type="dxa"/>
            <w:tcBorders>
              <w:top w:val="single" w:sz="8" w:space="0" w:color="000000"/>
              <w:left w:val="single" w:sz="8" w:space="0" w:color="000000"/>
              <w:bottom w:val="single" w:sz="8" w:space="0" w:color="000000"/>
              <w:right w:val="single" w:sz="8" w:space="0" w:color="000000"/>
            </w:tcBorders>
          </w:tcPr>
          <w:p>
            <w:pPr>
              <w:pStyle w:val="Normal"/>
              <w:widowControl w:val="false"/>
              <w:pBdr/>
              <w:rPr>
                <w:color w:val="000000"/>
              </w:rPr>
            </w:pPr>
            <w:r>
              <w:rPr>
                <w:color w:val="000000"/>
              </w:rPr>
              <w:t>Program Name</w:t>
            </w:r>
          </w:p>
        </w:tc>
        <w:tc>
          <w:tcPr>
            <w:tcW w:w="2340" w:type="dxa"/>
            <w:tcBorders>
              <w:top w:val="single" w:sz="8" w:space="0" w:color="000000"/>
              <w:left w:val="single" w:sz="8" w:space="0" w:color="000000"/>
              <w:bottom w:val="single" w:sz="8" w:space="0" w:color="000000"/>
              <w:right w:val="single" w:sz="8" w:space="0" w:color="000000"/>
            </w:tcBorders>
          </w:tcPr>
          <w:p>
            <w:pPr>
              <w:pStyle w:val="Normal"/>
              <w:widowControl w:val="false"/>
              <w:pBdr/>
              <w:rPr>
                <w:color w:val="000000"/>
              </w:rPr>
            </w:pPr>
            <w:r>
              <w:rPr>
                <w:color w:val="000000"/>
              </w:rPr>
              <w:t>Output Number</w:t>
            </w:r>
          </w:p>
        </w:tc>
        <w:tc>
          <w:tcPr>
            <w:tcW w:w="2340" w:type="dxa"/>
            <w:tcBorders>
              <w:top w:val="single" w:sz="8" w:space="0" w:color="000000"/>
              <w:left w:val="single" w:sz="8" w:space="0" w:color="000000"/>
              <w:bottom w:val="single" w:sz="8" w:space="0" w:color="000000"/>
              <w:right w:val="single" w:sz="8" w:space="0" w:color="000000"/>
            </w:tcBorders>
          </w:tcPr>
          <w:p>
            <w:pPr>
              <w:pStyle w:val="Normal"/>
              <w:widowControl w:val="false"/>
              <w:pBdr/>
              <w:rPr>
                <w:color w:val="000000"/>
              </w:rPr>
            </w:pPr>
            <w:r>
              <w:rPr>
                <w:color w:val="000000"/>
              </w:rPr>
              <w:t>Title</w:t>
            </w:r>
          </w:p>
        </w:tc>
        <w:tc>
          <w:tcPr>
            <w:tcW w:w="2339" w:type="dxa"/>
            <w:tcBorders>
              <w:top w:val="single" w:sz="8" w:space="0" w:color="000000"/>
              <w:left w:val="single" w:sz="8" w:space="0" w:color="000000"/>
              <w:bottom w:val="single" w:sz="8" w:space="0" w:color="000000"/>
              <w:right w:val="single" w:sz="8" w:space="0" w:color="000000"/>
            </w:tcBorders>
          </w:tcPr>
          <w:p>
            <w:pPr>
              <w:pStyle w:val="Normal"/>
              <w:widowControl w:val="false"/>
              <w:pBdr/>
              <w:rPr>
                <w:color w:val="000000"/>
              </w:rPr>
            </w:pPr>
            <w:r>
              <w:rPr>
                <w:color w:val="000000"/>
              </w:rPr>
              <w:t>Input</w:t>
            </w:r>
          </w:p>
        </w:tc>
      </w:tr>
      <w:tr>
        <w:trPr>
          <w:trHeight w:val="770" w:hRule="atLeast"/>
        </w:trPr>
        <w:tc>
          <w:tcPr>
            <w:tcW w:w="2340" w:type="dxa"/>
            <w:tcBorders>
              <w:top w:val="single" w:sz="8" w:space="0" w:color="000000"/>
              <w:left w:val="single" w:sz="8" w:space="0" w:color="000000"/>
              <w:bottom w:val="single" w:sz="8" w:space="0" w:color="000000"/>
              <w:right w:val="single" w:sz="8" w:space="0" w:color="000000"/>
            </w:tcBorders>
          </w:tcPr>
          <w:p>
            <w:pPr>
              <w:pStyle w:val="Normal"/>
              <w:widowControl w:val="false"/>
              <w:pBdr/>
              <w:rPr>
                <w:color w:val="000000"/>
              </w:rPr>
            </w:pPr>
            <w:r>
              <w:rPr>
                <w:color w:val="000000"/>
              </w:rPr>
              <w:t>tlfdemographic.r</w:t>
            </w:r>
          </w:p>
        </w:tc>
        <w:tc>
          <w:tcPr>
            <w:tcW w:w="2340" w:type="dxa"/>
            <w:tcBorders>
              <w:top w:val="single" w:sz="8" w:space="0" w:color="000000"/>
              <w:left w:val="single" w:sz="8" w:space="0" w:color="000000"/>
              <w:bottom w:val="single" w:sz="8" w:space="0" w:color="000000"/>
              <w:right w:val="single" w:sz="8" w:space="0" w:color="000000"/>
            </w:tcBorders>
          </w:tcPr>
          <w:p>
            <w:pPr>
              <w:pStyle w:val="Normal"/>
              <w:widowControl w:val="false"/>
              <w:pBdr/>
              <w:rPr>
                <w:color w:val="000000"/>
              </w:rPr>
            </w:pPr>
            <w:r>
              <w:rPr>
                <w:color w:val="000000"/>
              </w:rPr>
              <w:t>Table 14-2.01</w:t>
            </w:r>
          </w:p>
        </w:tc>
        <w:tc>
          <w:tcPr>
            <w:tcW w:w="2340" w:type="dxa"/>
            <w:tcBorders>
              <w:top w:val="single" w:sz="8" w:space="0" w:color="000000"/>
              <w:left w:val="single" w:sz="8" w:space="0" w:color="000000"/>
              <w:bottom w:val="single" w:sz="8" w:space="0" w:color="000000"/>
              <w:right w:val="single" w:sz="8" w:space="0" w:color="000000"/>
            </w:tcBorders>
          </w:tcPr>
          <w:p>
            <w:pPr>
              <w:pStyle w:val="Normal"/>
              <w:widowControl w:val="false"/>
              <w:pBdr/>
              <w:rPr>
                <w:color w:val="000000"/>
              </w:rPr>
            </w:pPr>
            <w:r>
              <w:rPr>
                <w:color w:val="000000"/>
              </w:rPr>
              <w:t>Summary of Demographic and Baseline Characteristics</w:t>
            </w:r>
          </w:p>
        </w:tc>
        <w:tc>
          <w:tcPr>
            <w:tcW w:w="2339" w:type="dxa"/>
            <w:tcBorders>
              <w:top w:val="single" w:sz="8" w:space="0" w:color="000000"/>
              <w:left w:val="single" w:sz="8" w:space="0" w:color="000000"/>
              <w:bottom w:val="single" w:sz="8" w:space="0" w:color="000000"/>
              <w:right w:val="single" w:sz="8" w:space="0" w:color="000000"/>
            </w:tcBorders>
          </w:tcPr>
          <w:p>
            <w:pPr>
              <w:pStyle w:val="Normal"/>
              <w:widowControl w:val="false"/>
              <w:pBdr/>
              <w:rPr>
                <w:color w:val="000000"/>
              </w:rPr>
            </w:pPr>
            <w:r>
              <w:rPr>
                <w:color w:val="000000"/>
              </w:rPr>
              <w:t>ADSL</w:t>
            </w:r>
          </w:p>
        </w:tc>
      </w:tr>
    </w:tbl>
    <w:p>
      <w:pPr>
        <w:pStyle w:val="Normal"/>
        <w:widowControl w:val="false"/>
        <w:pBdr/>
        <w:rPr>
          <w:b/>
          <w:bCs/>
        </w:rPr>
      </w:pPr>
      <w:r>
        <w:rPr>
          <w:b/>
          <w:bCs/>
        </w:rPr>
      </w:r>
    </w:p>
    <w:p>
      <w:pPr>
        <w:pStyle w:val="Heading2"/>
        <w:widowControl w:val="false"/>
        <w:rPr/>
      </w:pPr>
      <w:bookmarkStart w:id="3" w:name="_8dv2zalkagva"/>
      <w:bookmarkEnd w:id="3"/>
      <w:r>
        <w:rPr/>
        <w:t xml:space="preserve">7.3 Macro/Function </w:t>
      </w:r>
      <w:commentRangeStart w:id="2"/>
      <w:r>
        <w:rPr/>
        <w:t>Programs</w:t>
      </w:r>
      <w:r>
        <w:rPr/>
      </w:r>
      <w:ins w:id="1" w:author="Unknown Author" w:date="2026-02-16T11:37:33Z">
        <w:commentRangeEnd w:id="2"/>
        <w:r>
          <w:commentReference w:id="2"/>
        </w:r>
        <w:r>
          <w:rPr/>
          <w:commentReference w:id="3"/>
        </w:r>
      </w:ins>
    </w:p>
    <w:p>
      <w:pPr>
        <w:pStyle w:val="Normal"/>
        <w:widowControl w:val="false"/>
        <w:pBdr/>
        <w:rPr>
          <w:b/>
          <w:bCs/>
        </w:rPr>
      </w:pPr>
      <w:r>
        <w:rPr>
          <w:b/>
          <w:bCs/>
        </w:rPr>
      </w:r>
    </w:p>
    <w:p>
      <w:pPr>
        <w:pStyle w:val="Normal"/>
        <w:rPr>
          <w:b/>
          <w:bCs/>
        </w:rPr>
      </w:pPr>
      <w:r>
        <w:rPr/>
        <w:t>Section 7.3 When submitting programming utilizing open-source languages, presenting a comprehensive list of all functions, including the purpose of each, can result in an excessively lengthy document. As the purpose of functions in open-source programming languages is readily available within the respective package manuals, it is recommended that for an open-source programming language submission, the following information be provided: a list of the packages utilized, their versions, a package description, the primary dependencies, and a classification of whether the package is Proprietary or Open-Source. Identifying the Proprietary versus Open-Source status is essential to inform the Health Authority reviewer that some programs may incorporate sponsor-developed packages, which may necessitate the inclusion of additional validation documentation within the study submission package.</w:t>
      </w:r>
    </w:p>
    <w:p>
      <w:pPr>
        <w:pStyle w:val="Normal"/>
        <w:widowControl w:val="false"/>
        <w:pBdr/>
        <w:rPr>
          <w:color w:val="000000"/>
        </w:rPr>
      </w:pPr>
      <w:r>
        <w:rPr>
          <w:color w:val="000000"/>
        </w:rPr>
      </w:r>
    </w:p>
    <w:p>
      <w:pPr>
        <w:pStyle w:val="Normal"/>
        <w:widowControl w:val="false"/>
        <w:pBdr/>
        <w:rPr>
          <w:color w:val="000000"/>
        </w:rPr>
      </w:pPr>
      <w:r>
        <w:rPr>
          <w:color w:val="000000"/>
        </w:rPr>
        <w:t>For open-source submissions, list the packages used instead of individual functions and their purposes, as function details are in package manuals.</w:t>
      </w:r>
    </w:p>
    <w:tbl>
      <w:tblPr>
        <w:tblStyle w:val="a2"/>
        <w:tblW w:w="9360"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1872"/>
        <w:gridCol w:w="1872"/>
        <w:gridCol w:w="1872"/>
        <w:gridCol w:w="1872"/>
        <w:gridCol w:w="1872"/>
      </w:tblGrid>
      <w:tr>
        <w:trPr>
          <w:trHeight w:val="770" w:hRule="atLeast"/>
        </w:trPr>
        <w:tc>
          <w:tcPr>
            <w:tcW w:w="1872" w:type="dxa"/>
            <w:tcBorders>
              <w:top w:val="single" w:sz="8" w:space="0" w:color="000000"/>
              <w:left w:val="single" w:sz="8" w:space="0" w:color="000000"/>
              <w:bottom w:val="single" w:sz="8" w:space="0" w:color="000000"/>
              <w:right w:val="single" w:sz="8" w:space="0" w:color="000000"/>
            </w:tcBorders>
          </w:tcPr>
          <w:p>
            <w:pPr>
              <w:pStyle w:val="Normal"/>
              <w:widowControl w:val="false"/>
              <w:pBdr/>
              <w:rPr>
                <w:color w:val="000000"/>
              </w:rPr>
            </w:pPr>
            <w:r>
              <w:rPr>
                <w:color w:val="000000"/>
              </w:rPr>
              <w:t>R Package</w:t>
            </w:r>
          </w:p>
        </w:tc>
        <w:tc>
          <w:tcPr>
            <w:tcW w:w="1872" w:type="dxa"/>
            <w:tcBorders>
              <w:top w:val="single" w:sz="8" w:space="0" w:color="000000"/>
              <w:left w:val="single" w:sz="8" w:space="0" w:color="000000"/>
              <w:bottom w:val="single" w:sz="8" w:space="0" w:color="000000"/>
              <w:right w:val="single" w:sz="8" w:space="0" w:color="000000"/>
            </w:tcBorders>
          </w:tcPr>
          <w:p>
            <w:pPr>
              <w:pStyle w:val="Normal"/>
              <w:widowControl w:val="false"/>
              <w:pBdr/>
              <w:rPr>
                <w:color w:val="000000"/>
              </w:rPr>
            </w:pPr>
            <w:r>
              <w:rPr>
                <w:color w:val="000000"/>
              </w:rPr>
              <w:t>Package Version</w:t>
            </w:r>
          </w:p>
        </w:tc>
        <w:tc>
          <w:tcPr>
            <w:tcW w:w="1872" w:type="dxa"/>
            <w:tcBorders>
              <w:top w:val="single" w:sz="8" w:space="0" w:color="000000"/>
              <w:left w:val="single" w:sz="8" w:space="0" w:color="000000"/>
              <w:bottom w:val="single" w:sz="8" w:space="0" w:color="000000"/>
              <w:right w:val="single" w:sz="8" w:space="0" w:color="000000"/>
            </w:tcBorders>
          </w:tcPr>
          <w:p>
            <w:pPr>
              <w:pStyle w:val="Normal"/>
              <w:widowControl w:val="false"/>
              <w:pBdr/>
              <w:rPr>
                <w:color w:val="000000"/>
              </w:rPr>
            </w:pPr>
            <w:r>
              <w:rPr>
                <w:color w:val="000000"/>
              </w:rPr>
              <w:t>Package Description</w:t>
            </w:r>
          </w:p>
        </w:tc>
        <w:tc>
          <w:tcPr>
            <w:tcW w:w="1872" w:type="dxa"/>
            <w:tcBorders>
              <w:top w:val="single" w:sz="8" w:space="0" w:color="000000"/>
              <w:left w:val="single" w:sz="8" w:space="0" w:color="000000"/>
              <w:bottom w:val="single" w:sz="8" w:space="0" w:color="000000"/>
              <w:right w:val="single" w:sz="8" w:space="0" w:color="000000"/>
            </w:tcBorders>
          </w:tcPr>
          <w:p>
            <w:pPr>
              <w:pStyle w:val="Normal"/>
              <w:widowControl w:val="false"/>
              <w:pBdr/>
              <w:rPr>
                <w:color w:val="000000"/>
              </w:rPr>
            </w:pPr>
            <w:r>
              <w:rPr>
                <w:color w:val="000000"/>
              </w:rPr>
              <w:t>Dependencies</w:t>
            </w:r>
          </w:p>
        </w:tc>
        <w:tc>
          <w:tcPr>
            <w:tcW w:w="1872" w:type="dxa"/>
            <w:tcBorders>
              <w:top w:val="single" w:sz="8" w:space="0" w:color="000000"/>
              <w:left w:val="single" w:sz="8" w:space="0" w:color="000000"/>
              <w:bottom w:val="single" w:sz="8" w:space="0" w:color="000000"/>
              <w:right w:val="single" w:sz="8" w:space="0" w:color="000000"/>
            </w:tcBorders>
          </w:tcPr>
          <w:p>
            <w:pPr>
              <w:pStyle w:val="Normal"/>
              <w:widowControl w:val="false"/>
              <w:pBdr/>
              <w:rPr>
                <w:color w:val="000000"/>
              </w:rPr>
            </w:pPr>
            <w:r>
              <w:rPr>
                <w:color w:val="000000"/>
              </w:rPr>
              <w:t>Proprietary/Open-Source</w:t>
            </w:r>
          </w:p>
        </w:tc>
      </w:tr>
      <w:tr>
        <w:trPr>
          <w:trHeight w:val="1310" w:hRule="atLeast"/>
        </w:trPr>
        <w:tc>
          <w:tcPr>
            <w:tcW w:w="1872" w:type="dxa"/>
            <w:tcBorders>
              <w:top w:val="single" w:sz="8" w:space="0" w:color="000000"/>
              <w:left w:val="single" w:sz="8" w:space="0" w:color="000000"/>
              <w:bottom w:val="single" w:sz="8" w:space="0" w:color="000000"/>
              <w:right w:val="single" w:sz="8" w:space="0" w:color="000000"/>
            </w:tcBorders>
          </w:tcPr>
          <w:p>
            <w:pPr>
              <w:pStyle w:val="Normal"/>
              <w:widowControl w:val="false"/>
              <w:pBdr/>
              <w:rPr>
                <w:color w:val="000000"/>
              </w:rPr>
            </w:pPr>
            <w:r>
              <w:rPr>
                <w:color w:val="000000"/>
              </w:rPr>
              <w:t>pilot3utils</w:t>
            </w:r>
          </w:p>
        </w:tc>
        <w:tc>
          <w:tcPr>
            <w:tcW w:w="1872" w:type="dxa"/>
            <w:tcBorders>
              <w:top w:val="single" w:sz="8" w:space="0" w:color="000000"/>
              <w:left w:val="single" w:sz="8" w:space="0" w:color="000000"/>
              <w:bottom w:val="single" w:sz="8" w:space="0" w:color="000000"/>
              <w:right w:val="single" w:sz="8" w:space="0" w:color="000000"/>
            </w:tcBorders>
          </w:tcPr>
          <w:p>
            <w:pPr>
              <w:pStyle w:val="Normal"/>
              <w:widowControl w:val="false"/>
              <w:pBdr/>
              <w:rPr>
                <w:color w:val="000000"/>
              </w:rPr>
            </w:pPr>
            <w:r>
              <w:rPr>
                <w:color w:val="000000"/>
              </w:rPr>
              <w:t>0.0.2</w:t>
            </w:r>
          </w:p>
        </w:tc>
        <w:tc>
          <w:tcPr>
            <w:tcW w:w="1872" w:type="dxa"/>
            <w:tcBorders>
              <w:top w:val="single" w:sz="8" w:space="0" w:color="000000"/>
              <w:left w:val="single" w:sz="8" w:space="0" w:color="000000"/>
              <w:bottom w:val="single" w:sz="8" w:space="0" w:color="000000"/>
              <w:right w:val="single" w:sz="8" w:space="0" w:color="000000"/>
            </w:tcBorders>
          </w:tcPr>
          <w:p>
            <w:pPr>
              <w:pStyle w:val="Normal"/>
              <w:widowControl w:val="false"/>
              <w:pBdr/>
              <w:rPr>
                <w:color w:val="000000"/>
              </w:rPr>
            </w:pPr>
            <w:r>
              <w:rPr>
                <w:color w:val="000000"/>
              </w:rPr>
              <w:t>Utilities for the Pilot 3 Submission to the FDA</w:t>
            </w:r>
          </w:p>
        </w:tc>
        <w:tc>
          <w:tcPr>
            <w:tcW w:w="1872" w:type="dxa"/>
            <w:tcBorders>
              <w:top w:val="single" w:sz="8" w:space="0" w:color="000000"/>
              <w:left w:val="single" w:sz="8" w:space="0" w:color="000000"/>
              <w:bottom w:val="single" w:sz="8" w:space="0" w:color="000000"/>
              <w:right w:val="single" w:sz="8" w:space="0" w:color="000000"/>
            </w:tcBorders>
          </w:tcPr>
          <w:p>
            <w:pPr>
              <w:pStyle w:val="Normal"/>
              <w:widowControl w:val="false"/>
              <w:pBdr/>
              <w:rPr>
                <w:color w:val="000000"/>
              </w:rPr>
            </w:pPr>
            <w:r>
              <w:rPr>
                <w:color w:val="000000"/>
              </w:rPr>
              <w:t>Imports: dplyr, emmeans, glue, stringr, tibble, tidyr</w:t>
            </w:r>
          </w:p>
        </w:tc>
        <w:tc>
          <w:tcPr>
            <w:tcW w:w="1872" w:type="dxa"/>
            <w:tcBorders>
              <w:top w:val="single" w:sz="8" w:space="0" w:color="000000"/>
              <w:left w:val="single" w:sz="8" w:space="0" w:color="000000"/>
              <w:bottom w:val="single" w:sz="8" w:space="0" w:color="000000"/>
              <w:right w:val="single" w:sz="8" w:space="0" w:color="000000"/>
            </w:tcBorders>
          </w:tcPr>
          <w:p>
            <w:pPr>
              <w:pStyle w:val="Normal"/>
              <w:widowControl w:val="false"/>
              <w:pBdr/>
              <w:rPr>
                <w:color w:val="000000"/>
              </w:rPr>
            </w:pPr>
            <w:r>
              <w:rPr>
                <w:color w:val="000000"/>
              </w:rPr>
              <w:t>Proprietary (Identifies sponsor-developed code needing further validation)</w:t>
            </w:r>
          </w:p>
        </w:tc>
      </w:tr>
      <w:tr>
        <w:trPr>
          <w:trHeight w:val="1580" w:hRule="atLeast"/>
        </w:trPr>
        <w:tc>
          <w:tcPr>
            <w:tcW w:w="1872" w:type="dxa"/>
            <w:tcBorders>
              <w:top w:val="single" w:sz="8" w:space="0" w:color="000000"/>
              <w:left w:val="single" w:sz="8" w:space="0" w:color="000000"/>
              <w:bottom w:val="single" w:sz="8" w:space="0" w:color="000000"/>
              <w:right w:val="single" w:sz="8" w:space="0" w:color="000000"/>
            </w:tcBorders>
          </w:tcPr>
          <w:p>
            <w:pPr>
              <w:pStyle w:val="Normal"/>
              <w:widowControl w:val="false"/>
              <w:pBdr/>
              <w:rPr>
                <w:color w:val="000000"/>
              </w:rPr>
            </w:pPr>
            <w:r>
              <w:rPr>
                <w:color w:val="000000"/>
              </w:rPr>
              <w:t>admiral</w:t>
            </w:r>
          </w:p>
        </w:tc>
        <w:tc>
          <w:tcPr>
            <w:tcW w:w="1872" w:type="dxa"/>
            <w:tcBorders>
              <w:top w:val="single" w:sz="8" w:space="0" w:color="000000"/>
              <w:left w:val="single" w:sz="8" w:space="0" w:color="000000"/>
              <w:bottom w:val="single" w:sz="8" w:space="0" w:color="000000"/>
              <w:right w:val="single" w:sz="8" w:space="0" w:color="000000"/>
            </w:tcBorders>
          </w:tcPr>
          <w:p>
            <w:pPr>
              <w:pStyle w:val="Normal"/>
              <w:widowControl w:val="false"/>
              <w:pBdr/>
              <w:rPr>
                <w:color w:val="000000"/>
              </w:rPr>
            </w:pPr>
            <w:r>
              <w:rPr>
                <w:color w:val="000000"/>
              </w:rPr>
              <w:t>1.4.1</w:t>
            </w:r>
          </w:p>
        </w:tc>
        <w:tc>
          <w:tcPr>
            <w:tcW w:w="1872" w:type="dxa"/>
            <w:tcBorders>
              <w:top w:val="single" w:sz="8" w:space="0" w:color="000000"/>
              <w:left w:val="single" w:sz="8" w:space="0" w:color="000000"/>
              <w:bottom w:val="single" w:sz="8" w:space="0" w:color="000000"/>
              <w:right w:val="single" w:sz="8" w:space="0" w:color="000000"/>
            </w:tcBorders>
          </w:tcPr>
          <w:p>
            <w:pPr>
              <w:pStyle w:val="Normal"/>
              <w:widowControl w:val="false"/>
              <w:pBdr/>
              <w:rPr>
                <w:color w:val="000000"/>
              </w:rPr>
            </w:pPr>
            <w:r>
              <w:rPr>
                <w:color w:val="000000"/>
              </w:rPr>
              <w:t>A toolbox for programming CDISC compliant ADaM datasets in R.</w:t>
            </w:r>
          </w:p>
        </w:tc>
        <w:tc>
          <w:tcPr>
            <w:tcW w:w="1872" w:type="dxa"/>
            <w:tcBorders>
              <w:top w:val="single" w:sz="8" w:space="0" w:color="000000"/>
              <w:left w:val="single" w:sz="8" w:space="0" w:color="000000"/>
              <w:bottom w:val="single" w:sz="8" w:space="0" w:color="000000"/>
              <w:right w:val="single" w:sz="8" w:space="0" w:color="000000"/>
            </w:tcBorders>
          </w:tcPr>
          <w:p>
            <w:pPr>
              <w:pStyle w:val="Normal"/>
              <w:widowControl w:val="false"/>
              <w:pBdr/>
              <w:rPr>
                <w:color w:val="000000"/>
              </w:rPr>
            </w:pPr>
            <w:r>
              <w:rPr/>
              <w:t>Imports:</w:t>
            </w:r>
            <w:r>
              <w:rPr>
                <w:rFonts w:eastAsia="Arial Unicode MS" w:cs="Arial Unicode MS" w:ascii="Arial Unicode MS" w:hAnsi="Arial Unicode MS"/>
                <w:color w:val="000000"/>
              </w:rPr>
              <w:t xml:space="preserve"> (admiraldev (≥ 1.4.0), cli (≥ 3.6.2))</w:t>
            </w:r>
          </w:p>
        </w:tc>
        <w:tc>
          <w:tcPr>
            <w:tcW w:w="1872" w:type="dxa"/>
            <w:tcBorders>
              <w:top w:val="single" w:sz="8" w:space="0" w:color="000000"/>
              <w:left w:val="single" w:sz="8" w:space="0" w:color="000000"/>
              <w:bottom w:val="single" w:sz="8" w:space="0" w:color="000000"/>
              <w:right w:val="single" w:sz="8" w:space="0" w:color="000000"/>
            </w:tcBorders>
          </w:tcPr>
          <w:p>
            <w:pPr>
              <w:pStyle w:val="Normal"/>
              <w:widowControl w:val="false"/>
              <w:pBdr/>
              <w:rPr>
                <w:color w:val="000000"/>
              </w:rPr>
            </w:pPr>
            <w:r>
              <w:rPr>
                <w:color w:val="000000"/>
              </w:rPr>
              <w:t>Open-source</w:t>
            </w:r>
          </w:p>
        </w:tc>
      </w:tr>
    </w:tbl>
    <w:p>
      <w:pPr>
        <w:pStyle w:val="Normal"/>
        <w:pBdr/>
        <w:spacing w:lineRule="auto" w:line="259" w:before="240" w:after="120"/>
        <w:rPr/>
      </w:pPr>
      <w:r>
        <w:rPr/>
      </w:r>
      <w:bookmarkStart w:id="4" w:name="_e1gxo0l3a2pu"/>
      <w:bookmarkStart w:id="5" w:name="_e1gxo0l3a2pu"/>
      <w:bookmarkEnd w:id="5"/>
    </w:p>
    <w:sectPr>
      <w:type w:val="nextPage"/>
      <w:pgSz w:w="12240" w:h="15840"/>
      <w:pgMar w:left="1440" w:right="1440" w:gutter="0" w:header="0" w:top="1440" w:footer="0" w:bottom="1440"/>
      <w:pgNumType w:start="1" w:fmt="decimal"/>
      <w:formProt w:val="false"/>
      <w:textDirection w:val="lrTb"/>
      <w:docGrid w:type="default" w:linePitch="10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Haesendonckx, Steven [JRDBE]" w:date="2026-02-09T09:59:00Z" w:initials="SH">
    <w:p w14:paraId="01000000">
      <w:pPr>
        <w:overflowPunct w:val="false"/>
        <w:spacing w:lineRule="auto" w:line="240"/>
        <w:rPr/>
      </w:pPr>
      <w:r>
        <w:rPr>
          <w:rFonts w:ascii="Liberation Serif" w:hAnsi="Liberation Serif" w:eastAsia="Segoe UI" w:cs="Tahoma"/>
          <w:sz w:val="24"/>
          <w:szCs w:val="24"/>
          <w:lang w:val="en-US" w:eastAsia="en-US" w:bidi="en-US"/>
        </w:rPr>
        <w:t>What does this mean?</w:t>
      </w:r>
    </w:p>
  </w:comment>
  <w:comment w:id="1" w:author="Haesendonckx, Steven [JRDBE]" w:date="2026-02-09T10:01:00Z" w:initials="SH">
    <w:p w14:paraId="02000000">
      <w:pPr>
        <w:overflowPunct w:val="false"/>
        <w:spacing w:lineRule="auto" w:line="240"/>
        <w:rPr/>
      </w:pPr>
      <w:r>
        <w:rPr>
          <w:rFonts w:ascii="Liberation Serif" w:hAnsi="Liberation Serif" w:eastAsia="Segoe UI" w:cs="Tahoma"/>
          <w:sz w:val="24"/>
          <w:szCs w:val="24"/>
          <w:lang w:val="en-US" w:eastAsia="en-US" w:bidi="en-US"/>
        </w:rPr>
        <w:t>Inputs (ADaMs, input files)</w:t>
      </w:r>
    </w:p>
  </w:comment>
  <w:comment w:id="2" w:author="Haesendonckx, Steven [JRDBE]" w:date="2026-02-09T10:03:00Z" w:initials="SH">
    <w:p w14:paraId="03000000">
      <w:pPr>
        <w:overflowPunct w:val="false"/>
        <w:spacing w:lineRule="auto" w:line="240"/>
        <w:rPr/>
      </w:pPr>
      <w:r>
        <w:rPr>
          <w:rFonts w:ascii="Liberation Serif" w:hAnsi="Liberation Serif" w:eastAsia="Segoe UI" w:cs="Tahoma"/>
          <w:sz w:val="24"/>
          <w:szCs w:val="24"/>
          <w:lang w:val="en-US" w:eastAsia="en-US" w:bidi="en-US"/>
        </w:rPr>
        <w:t xml:space="preserve">For our hybrid submission, one feedback was to include description of essential functions that scripts rely on [proprietary package and less used open source] </w:t>
      </w:r>
    </w:p>
  </w:comment>
  <w:comment w:id="3" w:author="Unknown Author" w:date="2026-02-16T11:37:33Z" w:initials="">
    <w:p>
      <w:pPr>
        <w:kinsoku w:val="true"/>
        <w:overflowPunct w:val="false"/>
        <w:autoSpaceDE w:val="true"/>
        <w:bidi w:val="0"/>
        <w:spacing w:before="0" w:after="0" w:lineRule="auto" w:line="240"/>
        <w:ind w:hanging="0"/>
        <w:jc w:val="left"/>
        <w:rPr/>
      </w:pPr>
      <w:r>
        <w:rPr>
          <w:rFonts w:ascii="Arial" w:hAnsi="Arial" w:eastAsia="Arial" w:cs="Arial"/>
          <w:b w:val="false"/>
          <w:bCs w:val="false"/>
          <w:i/>
          <w:iCs w:val="false"/>
          <w:caps w:val="false"/>
          <w:smallCaps w:val="false"/>
          <w:strike w:val="false"/>
          <w:dstrike w:val="false"/>
          <w:outline w:val="false"/>
          <w:shadow w:val="false"/>
          <w:emboss w:val="false"/>
          <w:imprint w:val="false"/>
          <w:color w:val="auto"/>
          <w:spacing w:val="0"/>
          <w:w w:val="100"/>
          <w:kern w:val="0"/>
          <w:position w:val="0"/>
          <w:sz w:val="16"/>
          <w:sz w:val="16"/>
          <w:szCs w:val="22"/>
          <w:u w:val="none"/>
          <w:shd w:fill="auto" w:val="clear"/>
          <w:vertAlign w:val="baseline"/>
          <w:em w:val="none"/>
          <w:lang w:val="en-US" w:eastAsia="en-BE" w:bidi="ar-SA"/>
        </w:rPr>
        <w:t>Reply to Haesendonckx, Steven [JRDBE] (02/09/2026, 10:03): "..."</w:t>
      </w:r>
    </w:p>
    <w:p w14:paraId="04000000">
      <w:pPr>
        <w:overflowPunct w:val="false"/>
        <w:spacing w:lineRule="auto" w:line="240"/>
        <w:rPr/>
      </w:pPr>
      <w:r>
        <w:rPr>
          <w:rFonts w:ascii="Liberation Serif" w:hAnsi="Liberation Serif" w:eastAsia="Segoe UI" w:cs="Tahoma"/>
          <w:sz w:val="20"/>
          <w:szCs w:val="24"/>
          <w:lang w:val="en-US" w:eastAsia="en-BE" w:bidi="ar-SA"/>
        </w:rPr>
        <w:t>We have noted to the requestor that the description of these functions would be found in the manual of that package after they install the packages on their end. So they were ok to not include full descriptions in the ADRG.</w:t>
      </w:r>
    </w:p>
  </w:comment>
</w:comments>
</file>

<file path=word/commentsExtended.xml><?xml version="1.0" encoding="utf-8"?>
<w15:commentsEx xmlns:mc="http://schemas.openxmlformats.org/markup-compatibility/2006" xmlns:w15="http://schemas.microsoft.com/office/word/2012/wordml" mc:Ignorable="w15">
  <w15:commentEx w15:paraId="01000000" w15:done="1"/>
  <w15:commentEx w15:paraId="02000000" w15:done="1"/>
  <w15:commentEx w15:paraId="03000000" w15:done="1"/>
  <w15:commentEx w15:paraId="04000000" w15:done="1" w15:paraIdParent="03000000"/>
</w15:commentsEx>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rial">
    <w:charset w:val="00"/>
    <w:family w:val="roman"/>
    <w:pitch w:val="variable"/>
  </w:font>
  <w:font w:name="Liberation Sans">
    <w:altName w:val="Arial"/>
    <w:charset w:val="00"/>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Arial Unicode MS">
    <w:charset w:val="00"/>
    <w:family w:val="roman"/>
    <w:pitch w:val="variable"/>
  </w:font>
</w:fonts>
</file>

<file path=word/settings.xml><?xml version="1.0" encoding="utf-8"?>
<w:settings xmlns:w="http://schemas.openxmlformats.org/wordprocessingml/2006/main">
  <w:zoom w:percent="130"/>
  <w:trackRevisions/>
  <w:embedTrueTypeFonts/>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B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en-BE"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76" w:before="0" w:after="0"/>
      <w:jc w:val="left"/>
    </w:pPr>
    <w:rPr>
      <w:rFonts w:ascii="Arial" w:hAnsi="Arial" w:eastAsia="Arial" w:cs="Arial"/>
      <w:color w:val="auto"/>
      <w:kern w:val="0"/>
      <w:sz w:val="22"/>
      <w:szCs w:val="22"/>
      <w:lang w:val="en-US" w:eastAsia="en-BE" w:bidi="ar-SA"/>
    </w:rPr>
  </w:style>
  <w:style w:type="paragraph" w:styleId="Heading1">
    <w:name w:val="Heading 1"/>
    <w:basedOn w:val="Normal"/>
    <w:next w:val="Normal"/>
    <w:uiPriority w:val="9"/>
    <w:qFormat/>
    <w:pPr>
      <w:keepNext w:val="true"/>
      <w:keepLines/>
      <w:spacing w:before="400" w:after="120"/>
      <w:outlineLvl w:val="0"/>
    </w:pPr>
    <w:rPr>
      <w:sz w:val="40"/>
      <w:szCs w:val="40"/>
    </w:rPr>
  </w:style>
  <w:style w:type="paragraph" w:styleId="Heading2">
    <w:name w:val="Heading 2"/>
    <w:basedOn w:val="Normal"/>
    <w:next w:val="Normal"/>
    <w:uiPriority w:val="9"/>
    <w:unhideWhenUsed/>
    <w:qFormat/>
    <w:pPr>
      <w:keepNext w:val="true"/>
      <w:keepLines/>
      <w:spacing w:before="360" w:after="120"/>
      <w:outlineLvl w:val="1"/>
    </w:pPr>
    <w:rPr>
      <w:sz w:val="32"/>
      <w:szCs w:val="32"/>
    </w:rPr>
  </w:style>
  <w:style w:type="paragraph" w:styleId="Heading3">
    <w:name w:val="Heading 3"/>
    <w:basedOn w:val="Normal"/>
    <w:next w:val="Normal"/>
    <w:uiPriority w:val="9"/>
    <w:semiHidden/>
    <w:unhideWhenUsed/>
    <w:qFormat/>
    <w:pPr>
      <w:keepNext w:val="true"/>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val="true"/>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val="true"/>
      <w:keepLines/>
      <w:spacing w:before="240" w:after="80"/>
      <w:outlineLvl w:val="4"/>
    </w:pPr>
    <w:rPr>
      <w:color w:val="666666"/>
    </w:rPr>
  </w:style>
  <w:style w:type="paragraph" w:styleId="Heading6">
    <w:name w:val="Heading 6"/>
    <w:basedOn w:val="Normal"/>
    <w:next w:val="Normal"/>
    <w:uiPriority w:val="9"/>
    <w:semiHidden/>
    <w:unhideWhenUsed/>
    <w:qFormat/>
    <w:pPr>
      <w:keepNext w:val="true"/>
      <w:keepLines/>
      <w:spacing w:before="240" w:after="80"/>
      <w:outlineLvl w:val="5"/>
    </w:pPr>
    <w:rPr>
      <w:i/>
      <w:iCs/>
      <w:color w:val="666666"/>
    </w:rPr>
  </w:style>
  <w:style w:type="character" w:styleId="DefaultParagraphFont" w:default="1">
    <w:name w:val="Default Paragraph Font"/>
    <w:uiPriority w:val="1"/>
    <w:semiHidden/>
    <w:unhideWhenUsed/>
    <w:qFormat/>
    <w:rPr/>
  </w:style>
  <w:style w:type="character" w:styleId="Annotationreference">
    <w:name w:val="annotation reference"/>
    <w:basedOn w:val="DefaultParagraphFont"/>
    <w:uiPriority w:val="99"/>
    <w:semiHidden/>
    <w:unhideWhenUsed/>
    <w:qFormat/>
    <w:rsid w:val="007911b0"/>
    <w:rPr>
      <w:sz w:val="16"/>
      <w:szCs w:val="16"/>
    </w:rPr>
  </w:style>
  <w:style w:type="character" w:styleId="CommentTextChar" w:customStyle="1">
    <w:name w:val="Comment Text Char"/>
    <w:basedOn w:val="DefaultParagraphFont"/>
    <w:link w:val="Annotationtext"/>
    <w:uiPriority w:val="99"/>
    <w:qFormat/>
    <w:rsid w:val="007911b0"/>
    <w:rPr>
      <w:sz w:val="20"/>
      <w:szCs w:val="20"/>
    </w:rPr>
  </w:style>
  <w:style w:type="character" w:styleId="CommentSubjectChar" w:customStyle="1">
    <w:name w:val="Comment Subject Char"/>
    <w:basedOn w:val="CommentTextChar"/>
    <w:link w:val="Annotationsubject"/>
    <w:uiPriority w:val="99"/>
    <w:semiHidden/>
    <w:qFormat/>
    <w:rsid w:val="007911b0"/>
    <w:rPr>
      <w:b/>
      <w:bCs/>
      <w:sz w:val="20"/>
      <w:szCs w:val="20"/>
    </w:rPr>
  </w:style>
  <w:style w:type="character" w:styleId="LineNumber">
    <w:name w:val="Line Number"/>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itle">
    <w:name w:val="Title"/>
    <w:basedOn w:val="Normal"/>
    <w:next w:val="Normal"/>
    <w:uiPriority w:val="10"/>
    <w:qFormat/>
    <w:pPr>
      <w:keepNext w:val="true"/>
      <w:keepLines/>
      <w:spacing w:before="0" w:after="60"/>
    </w:pPr>
    <w:rPr>
      <w:sz w:val="52"/>
      <w:szCs w:val="52"/>
    </w:rPr>
  </w:style>
  <w:style w:type="paragraph" w:styleId="Subtitle">
    <w:name w:val="Subtitle"/>
    <w:basedOn w:val="Normal"/>
    <w:next w:val="Normal"/>
    <w:uiPriority w:val="11"/>
    <w:qFormat/>
    <w:pPr>
      <w:keepNext w:val="true"/>
      <w:keepLines/>
      <w:spacing w:before="0" w:after="320"/>
    </w:pPr>
    <w:rPr>
      <w:color w:val="666666"/>
      <w:sz w:val="30"/>
      <w:szCs w:val="30"/>
    </w:rPr>
  </w:style>
  <w:style w:type="paragraph" w:styleId="Revision">
    <w:name w:val="Revision"/>
    <w:uiPriority w:val="99"/>
    <w:semiHidden/>
    <w:qFormat/>
    <w:rsid w:val="007911b0"/>
    <w:pPr>
      <w:widowControl/>
      <w:bidi w:val="0"/>
      <w:spacing w:lineRule="auto" w:line="240" w:before="0" w:after="0"/>
      <w:jc w:val="left"/>
    </w:pPr>
    <w:rPr>
      <w:rFonts w:ascii="Arial" w:hAnsi="Arial" w:eastAsia="Arial" w:cs="Arial"/>
      <w:color w:val="auto"/>
      <w:kern w:val="0"/>
      <w:sz w:val="22"/>
      <w:szCs w:val="22"/>
      <w:lang w:val="en-US" w:eastAsia="en-BE" w:bidi="ar-SA"/>
    </w:rPr>
  </w:style>
  <w:style w:type="paragraph" w:styleId="Annotationtext">
    <w:name w:val="annotation text"/>
    <w:basedOn w:val="Normal"/>
    <w:link w:val="CommentTextChar"/>
    <w:uiPriority w:val="99"/>
    <w:unhideWhenUsed/>
    <w:qFormat/>
    <w:rsid w:val="007911b0"/>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rsid w:val="007911b0"/>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Normal0">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comments" Target="comments.xml"/><Relationship Id="rId3" Type="http://schemas.microsoft.com/office/2011/relationships/commentsExtended" Target="commentsExtended.xml"/><Relationship Id="rId4" Type="http://schemas.openxmlformats.org/officeDocument/2006/relationships/fontTable" Target="fontTable.xml"/><Relationship Id="rId5" Type="http://schemas.openxmlformats.org/officeDocument/2006/relationships/settings" Target="settings.xml"/><Relationship Id="rId6"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14</TotalTime>
  <Application>LibreOffice/7.6.6.3$Windows_X86_64 LibreOffice_project/d97b2716a9a4a2ce1391dee1765565ea469b0ae7</Application>
  <AppVersion>15.0000</AppVersion>
  <Pages>3</Pages>
  <Words>594</Words>
  <Characters>3621</Characters>
  <CharactersWithSpaces>4155</CharactersWithSpaces>
  <Paragraphs>63</Paragraphs>
  <Company>JNJ</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2026-02-09T09:03:00Z</dcterms:created>
  <dc:creator>Haesendonckx, Steven [JRDBE]</dc:creator>
  <dc:description/>
  <dc:language>en-US</dc:language>
  <cp:lastModifiedBy/>
  <dcterms:modified xsi:type="dcterms:W3CDTF">2026-02-16T11:41:18Z</dcterms:modified>
  <cp:revision>4</cp:revision>
  <dc:subject/>
  <dc:title/>
</cp:coreProperties>
</file>

<file path=docProps/custom.xml><?xml version="1.0" encoding="utf-8"?>
<Properties xmlns="http://schemas.openxmlformats.org/officeDocument/2006/custom-properties" xmlns:vt="http://schemas.openxmlformats.org/officeDocument/2006/docPropsVTypes"/>
</file>